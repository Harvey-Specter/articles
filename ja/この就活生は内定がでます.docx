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D2764" w14:textId="435C25B2" w:rsidR="00BD0842" w:rsidRDefault="00BD0842">
      <w:commentRangeStart w:id="0"/>
      <w:r w:rsidRPr="00BD0842">
        <w:rPr>
          <w:noProof/>
        </w:rPr>
        <w:drawing>
          <wp:inline distT="0" distB="0" distL="0" distR="0" wp14:anchorId="5C09B38F" wp14:editId="6D1C5AB5">
            <wp:extent cx="5731510" cy="771525"/>
            <wp:effectExtent l="0" t="0" r="0" b="317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4E0B9F">
        <w:rPr>
          <w:rStyle w:val="a3"/>
        </w:rPr>
        <w:commentReference w:id="0"/>
      </w:r>
    </w:p>
    <w:p w14:paraId="411EFE3F" w14:textId="5A14262E" w:rsidR="00BD0842" w:rsidRDefault="00BD0842">
      <w:r w:rsidRPr="00BD0842">
        <w:rPr>
          <w:noProof/>
        </w:rPr>
        <w:drawing>
          <wp:inline distT="0" distB="0" distL="0" distR="0" wp14:anchorId="438459C6" wp14:editId="1D4391F7">
            <wp:extent cx="5731510" cy="380365"/>
            <wp:effectExtent l="0" t="0" r="0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842">
        <w:rPr>
          <w:noProof/>
        </w:rPr>
        <w:drawing>
          <wp:inline distT="0" distB="0" distL="0" distR="0" wp14:anchorId="29DADF92" wp14:editId="08199FCD">
            <wp:extent cx="5731510" cy="39941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114" w14:textId="0DB15CCF" w:rsidR="00BD0842" w:rsidRDefault="00BD0842">
      <w:r w:rsidRPr="00BD0842">
        <w:rPr>
          <w:noProof/>
        </w:rPr>
        <w:drawing>
          <wp:inline distT="0" distB="0" distL="0" distR="0" wp14:anchorId="129D2946" wp14:editId="4A99E9F6">
            <wp:extent cx="5731510" cy="42164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DE4" w14:textId="745209D5" w:rsidR="00BD0842" w:rsidRDefault="00BD0842">
      <w:r w:rsidRPr="00BD0842">
        <w:rPr>
          <w:noProof/>
        </w:rPr>
        <w:drawing>
          <wp:inline distT="0" distB="0" distL="0" distR="0" wp14:anchorId="40F739D6" wp14:editId="767EAA23">
            <wp:extent cx="5731510" cy="697865"/>
            <wp:effectExtent l="0" t="0" r="0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19CE" w14:textId="637E7FA8" w:rsidR="00BD0842" w:rsidRDefault="00BD0842">
      <w:pPr>
        <w:rPr>
          <w:lang w:eastAsia="ja-JP"/>
        </w:rPr>
      </w:pPr>
      <w:r w:rsidRPr="00BD0842">
        <w:rPr>
          <w:noProof/>
        </w:rPr>
        <w:drawing>
          <wp:inline distT="0" distB="0" distL="0" distR="0" wp14:anchorId="2949EE18" wp14:editId="2F6C2970">
            <wp:extent cx="5731510" cy="379730"/>
            <wp:effectExtent l="0" t="0" r="0" b="127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54C" w14:textId="10945E33" w:rsidR="00BD0842" w:rsidRDefault="00BD0842" w:rsidP="00BD0842">
      <w:pPr>
        <w:ind w:left="210" w:hangingChars="100" w:hanging="210"/>
      </w:pPr>
      <w:r w:rsidRPr="00BD0842">
        <w:rPr>
          <w:noProof/>
        </w:rPr>
        <w:drawing>
          <wp:inline distT="0" distB="0" distL="0" distR="0" wp14:anchorId="0596A500" wp14:editId="5922BB00">
            <wp:extent cx="2685084" cy="347163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27" cy="3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842">
        <w:rPr>
          <w:rFonts w:hint="eastAsia"/>
          <w:noProof/>
          <w:lang w:eastAsia="ja-JP"/>
        </w:rPr>
        <w:drawing>
          <wp:inline distT="0" distB="0" distL="0" distR="0" wp14:anchorId="6BBF7219" wp14:editId="60A7437F">
            <wp:extent cx="2997926" cy="354065"/>
            <wp:effectExtent l="0" t="0" r="0" b="190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4" cy="3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16C" w14:textId="354F942A" w:rsidR="00BD0842" w:rsidRDefault="00BD0842" w:rsidP="00224586">
      <w:pPr>
        <w:tabs>
          <w:tab w:val="left" w:pos="5322"/>
        </w:tabs>
        <w:rPr>
          <w:lang w:eastAsia="ja-JP"/>
        </w:rPr>
      </w:pPr>
      <w:r>
        <w:rPr>
          <w:rFonts w:hint="eastAsia"/>
          <w:lang w:eastAsia="ja-JP"/>
        </w:rPr>
        <w:t xml:space="preserve"> </w:t>
      </w:r>
      <w:r w:rsidR="00224586" w:rsidRPr="00224586">
        <w:rPr>
          <w:noProof/>
          <w:lang w:eastAsia="ja-JP"/>
        </w:rPr>
        <w:drawing>
          <wp:inline distT="0" distB="0" distL="0" distR="0" wp14:anchorId="2144D790" wp14:editId="38AD8BE7">
            <wp:extent cx="2617694" cy="33409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584" cy="3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586">
        <w:rPr>
          <w:lang w:eastAsia="ja-JP"/>
        </w:rPr>
        <w:t xml:space="preserve"> </w:t>
      </w:r>
      <w:r w:rsidRPr="00BD0842">
        <w:rPr>
          <w:noProof/>
        </w:rPr>
        <w:drawing>
          <wp:inline distT="0" distB="0" distL="0" distR="0" wp14:anchorId="01189127" wp14:editId="7D6A7DAF">
            <wp:extent cx="2758212" cy="28022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675" cy="3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E553" w14:textId="210C34A6" w:rsidR="00BD0842" w:rsidRDefault="00BD0842">
      <w:r w:rsidRPr="00BD0842">
        <w:rPr>
          <w:noProof/>
        </w:rPr>
        <w:drawing>
          <wp:inline distT="0" distB="0" distL="0" distR="0" wp14:anchorId="11F3CE17" wp14:editId="761BBC1A">
            <wp:extent cx="5731510" cy="960755"/>
            <wp:effectExtent l="0" t="0" r="0" b="444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9E0" w14:textId="7B40E571" w:rsidR="00BD0842" w:rsidRDefault="00BD0842">
      <w:r w:rsidRPr="00BD0842">
        <w:rPr>
          <w:noProof/>
        </w:rPr>
        <w:drawing>
          <wp:inline distT="0" distB="0" distL="0" distR="0" wp14:anchorId="3B41C72E" wp14:editId="41DFCEF8">
            <wp:extent cx="5731510" cy="353695"/>
            <wp:effectExtent l="0" t="0" r="0" b="190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0D00" w14:textId="74C74231" w:rsidR="00051FCF" w:rsidRDefault="00051FCF">
      <w:pPr>
        <w:rPr>
          <w:lang w:eastAsia="ja-JP"/>
        </w:rPr>
      </w:pPr>
      <w:r w:rsidRPr="00051FCF">
        <w:rPr>
          <w:noProof/>
        </w:rPr>
        <w:drawing>
          <wp:inline distT="0" distB="0" distL="0" distR="0" wp14:anchorId="54A987F0" wp14:editId="36BE0D8B">
            <wp:extent cx="5731510" cy="808355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DA" w14:textId="7827D300" w:rsidR="00051FCF" w:rsidRDefault="00051FCF">
      <w:r w:rsidRPr="00051FCF">
        <w:rPr>
          <w:noProof/>
        </w:rPr>
        <w:drawing>
          <wp:inline distT="0" distB="0" distL="0" distR="0" wp14:anchorId="29483F06" wp14:editId="1A2100D7">
            <wp:extent cx="5731510" cy="455930"/>
            <wp:effectExtent l="0" t="0" r="0" b="127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8E2E" w14:textId="79E92D4E" w:rsidR="00051FCF" w:rsidRDefault="00051FCF">
      <w:commentRangeStart w:id="1"/>
      <w:r w:rsidRPr="00051FCF">
        <w:rPr>
          <w:noProof/>
        </w:rPr>
        <w:drawing>
          <wp:inline distT="0" distB="0" distL="0" distR="0" wp14:anchorId="0BF8ABDA" wp14:editId="2ED9F06C">
            <wp:extent cx="5731510" cy="35687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13E2" w14:textId="2E570BDD" w:rsidR="00051FCF" w:rsidRDefault="00051FCF">
      <w:r w:rsidRPr="00051FCF">
        <w:rPr>
          <w:noProof/>
        </w:rPr>
        <w:drawing>
          <wp:inline distT="0" distB="0" distL="0" distR="0" wp14:anchorId="3F3BE8CC" wp14:editId="7A9589C7">
            <wp:extent cx="5731510" cy="604520"/>
            <wp:effectExtent l="0" t="0" r="0" b="508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4E0B9F">
        <w:rPr>
          <w:rStyle w:val="a3"/>
        </w:rPr>
        <w:commentReference w:id="1"/>
      </w:r>
    </w:p>
    <w:p w14:paraId="5C6EFA92" w14:textId="3CAE7CE2" w:rsidR="009A36DB" w:rsidRDefault="009A36DB">
      <w:commentRangeStart w:id="2"/>
      <w:r w:rsidRPr="009A36DB">
        <w:rPr>
          <w:noProof/>
        </w:rPr>
        <w:lastRenderedPageBreak/>
        <w:drawing>
          <wp:inline distT="0" distB="0" distL="0" distR="0" wp14:anchorId="40F4053F" wp14:editId="7559AF8E">
            <wp:extent cx="5731510" cy="630555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CAD6" w14:textId="013D4587" w:rsidR="00BE6CB5" w:rsidRDefault="00BE6CB5">
      <w:r w:rsidRPr="00BE6CB5">
        <w:rPr>
          <w:noProof/>
        </w:rPr>
        <w:drawing>
          <wp:inline distT="0" distB="0" distL="0" distR="0" wp14:anchorId="3C829517" wp14:editId="751DC044">
            <wp:extent cx="5731510" cy="51308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D9B" w14:textId="77768456" w:rsidR="00F646C4" w:rsidDel="00FB2368" w:rsidRDefault="00F646C4">
      <w:pPr>
        <w:rPr>
          <w:del w:id="3" w:author="hong" w:date="2022-12-03T22:41:00Z"/>
        </w:rPr>
      </w:pPr>
      <w:r w:rsidRPr="00F646C4">
        <w:rPr>
          <w:noProof/>
        </w:rPr>
        <w:drawing>
          <wp:inline distT="0" distB="0" distL="0" distR="0" wp14:anchorId="790E1E6E" wp14:editId="4DA8D20F">
            <wp:extent cx="5731510" cy="1039495"/>
            <wp:effectExtent l="0" t="0" r="1905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4E0B9F">
        <w:rPr>
          <w:rStyle w:val="a3"/>
        </w:rPr>
        <w:commentReference w:id="2"/>
      </w:r>
    </w:p>
    <w:p w14:paraId="18BFD606" w14:textId="362CEC7B" w:rsidR="00F646C4" w:rsidRDefault="00F646C4">
      <w:commentRangeStart w:id="4"/>
      <w:del w:id="5" w:author="hong" w:date="2022-12-03T22:35:00Z">
        <w:r w:rsidRPr="00F646C4" w:rsidDel="00FB2368">
          <w:rPr>
            <w:noProof/>
          </w:rPr>
          <w:drawing>
            <wp:inline distT="0" distB="0" distL="0" distR="0" wp14:anchorId="7B061933" wp14:editId="568E0401">
              <wp:extent cx="5731510" cy="652780"/>
              <wp:effectExtent l="0" t="0" r="0" b="0"/>
              <wp:docPr id="23" name="図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 cstate="screen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652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4"/>
      <w:r w:rsidR="00FB2368">
        <w:rPr>
          <w:rStyle w:val="a3"/>
        </w:rPr>
        <w:commentReference w:id="4"/>
      </w:r>
    </w:p>
    <w:p w14:paraId="0F1E5221" w14:textId="588119D4" w:rsidR="006D11A5" w:rsidRDefault="006D11A5">
      <w:commentRangeStart w:id="6"/>
      <w:r w:rsidRPr="006D11A5">
        <w:rPr>
          <w:noProof/>
        </w:rPr>
        <w:drawing>
          <wp:inline distT="0" distB="0" distL="0" distR="0" wp14:anchorId="26DA9178" wp14:editId="3080583F">
            <wp:extent cx="2619103" cy="392604"/>
            <wp:effectExtent l="0" t="0" r="0" b="127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291" cy="4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1A5">
        <w:rPr>
          <w:noProof/>
        </w:rPr>
        <w:drawing>
          <wp:inline distT="0" distB="0" distL="0" distR="0" wp14:anchorId="4A863919" wp14:editId="316154E2">
            <wp:extent cx="3093191" cy="314597"/>
            <wp:effectExtent l="0" t="0" r="0" b="317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44" cy="3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B919" w14:textId="1EC4C6C4" w:rsidR="006D11A5" w:rsidRDefault="006D11A5">
      <w:r w:rsidRPr="006D11A5">
        <w:rPr>
          <w:noProof/>
        </w:rPr>
        <w:drawing>
          <wp:inline distT="0" distB="0" distL="0" distR="0" wp14:anchorId="5BDE3CFF" wp14:editId="3BB884EA">
            <wp:extent cx="5731510" cy="50927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D26" w14:textId="46438FB8" w:rsidR="00024116" w:rsidRDefault="00024116">
      <w:r w:rsidRPr="00024116">
        <w:rPr>
          <w:noProof/>
        </w:rPr>
        <w:drawing>
          <wp:inline distT="0" distB="0" distL="0" distR="0" wp14:anchorId="41C4D837" wp14:editId="06D81025">
            <wp:extent cx="5731510" cy="40767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FB8" w14:textId="0669A9AF" w:rsidR="0085420A" w:rsidRDefault="0085420A">
      <w:r w:rsidRPr="0085420A">
        <w:rPr>
          <w:noProof/>
        </w:rPr>
        <w:drawing>
          <wp:inline distT="0" distB="0" distL="0" distR="0" wp14:anchorId="25A70DEE" wp14:editId="7A222E5C">
            <wp:extent cx="5731510" cy="518795"/>
            <wp:effectExtent l="0" t="0" r="0" b="190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4577" w14:textId="2649BF19" w:rsidR="00E5258B" w:rsidRDefault="00E5258B">
      <w:r w:rsidRPr="00E5258B">
        <w:rPr>
          <w:noProof/>
        </w:rPr>
        <w:drawing>
          <wp:inline distT="0" distB="0" distL="0" distR="0" wp14:anchorId="384A230B" wp14:editId="2243E3DD">
            <wp:extent cx="5731510" cy="490220"/>
            <wp:effectExtent l="0" t="0" r="0" b="508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CE36E4">
        <w:rPr>
          <w:rStyle w:val="a3"/>
        </w:rPr>
        <w:commentReference w:id="6"/>
      </w:r>
    </w:p>
    <w:p w14:paraId="7634E12B" w14:textId="7E558A73" w:rsidR="00982791" w:rsidRDefault="00982791">
      <w:commentRangeStart w:id="7"/>
      <w:r w:rsidRPr="00982791">
        <w:rPr>
          <w:noProof/>
        </w:rPr>
        <w:drawing>
          <wp:inline distT="0" distB="0" distL="0" distR="0" wp14:anchorId="7540FE1C" wp14:editId="37F2D045">
            <wp:extent cx="3024051" cy="315271"/>
            <wp:effectExtent l="0" t="0" r="0" b="254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586" cy="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791">
        <w:rPr>
          <w:noProof/>
        </w:rPr>
        <w:drawing>
          <wp:inline distT="0" distB="0" distL="0" distR="0" wp14:anchorId="14BDB260" wp14:editId="6020D177">
            <wp:extent cx="2707640" cy="364778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449" cy="3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925" w14:textId="570F78D4" w:rsidR="00FB5649" w:rsidRDefault="00FB5649">
      <w:r w:rsidRPr="00FB5649">
        <w:rPr>
          <w:noProof/>
        </w:rPr>
        <w:drawing>
          <wp:inline distT="0" distB="0" distL="0" distR="0" wp14:anchorId="2F254F98" wp14:editId="40F6CC7C">
            <wp:extent cx="5731510" cy="581660"/>
            <wp:effectExtent l="0" t="0" r="0" b="254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74F" w14:textId="7FB154F2" w:rsidR="00FB5649" w:rsidRDefault="00FB5649">
      <w:r w:rsidRPr="00FB5649">
        <w:rPr>
          <w:noProof/>
        </w:rPr>
        <w:drawing>
          <wp:inline distT="0" distB="0" distL="0" distR="0" wp14:anchorId="07E3BEF7" wp14:editId="66A783CF">
            <wp:extent cx="5731510" cy="479425"/>
            <wp:effectExtent l="0" t="0" r="0" b="317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BA7B" w14:textId="076EE889" w:rsidR="00ED1057" w:rsidRDefault="00ED1057">
      <w:r w:rsidRPr="00ED1057">
        <w:rPr>
          <w:noProof/>
        </w:rPr>
        <w:drawing>
          <wp:inline distT="0" distB="0" distL="0" distR="0" wp14:anchorId="266FA4F0" wp14:editId="67FF05C4">
            <wp:extent cx="5731510" cy="400685"/>
            <wp:effectExtent l="0" t="0" r="0" b="571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8C76" w14:textId="31373C44" w:rsidR="00740B1A" w:rsidRDefault="00740B1A">
      <w:r w:rsidRPr="00740B1A">
        <w:rPr>
          <w:noProof/>
        </w:rPr>
        <w:drawing>
          <wp:inline distT="0" distB="0" distL="0" distR="0" wp14:anchorId="77CB10E9" wp14:editId="4039DDA8">
            <wp:extent cx="5731510" cy="5588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6748F5">
        <w:rPr>
          <w:rStyle w:val="a3"/>
        </w:rPr>
        <w:commentReference w:id="7"/>
      </w:r>
    </w:p>
    <w:p w14:paraId="2F0FBC3E" w14:textId="6B40F68B" w:rsidR="004468AE" w:rsidRDefault="004468AE">
      <w:r w:rsidRPr="004468AE">
        <w:rPr>
          <w:noProof/>
        </w:rPr>
        <w:lastRenderedPageBreak/>
        <w:drawing>
          <wp:inline distT="0" distB="0" distL="0" distR="0" wp14:anchorId="398A0910" wp14:editId="0F06F0BA">
            <wp:extent cx="5731510" cy="844550"/>
            <wp:effectExtent l="0" t="0" r="0" b="635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F5E" w14:textId="2FD929E6" w:rsidR="00123153" w:rsidRDefault="00123153">
      <w:r w:rsidRPr="00123153">
        <w:rPr>
          <w:noProof/>
        </w:rPr>
        <w:drawing>
          <wp:inline distT="0" distB="0" distL="0" distR="0" wp14:anchorId="34DE3139" wp14:editId="79FCA094">
            <wp:extent cx="5731510" cy="638175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113" w14:textId="424D4749" w:rsidR="00353B0D" w:rsidRDefault="00353B0D">
      <w:r w:rsidRPr="00353B0D">
        <w:rPr>
          <w:noProof/>
        </w:rPr>
        <w:drawing>
          <wp:inline distT="0" distB="0" distL="0" distR="0" wp14:anchorId="67A4118D" wp14:editId="4860F163">
            <wp:extent cx="5731510" cy="58864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9BA7" w14:textId="24AFC84E" w:rsidR="008358F4" w:rsidRDefault="008358F4">
      <w:commentRangeStart w:id="8"/>
      <w:r w:rsidRPr="008358F4">
        <w:rPr>
          <w:noProof/>
        </w:rPr>
        <w:drawing>
          <wp:inline distT="0" distB="0" distL="0" distR="0" wp14:anchorId="3E35C4D3" wp14:editId="3A70D979">
            <wp:extent cx="5731510" cy="4933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F7603E">
        <w:rPr>
          <w:rStyle w:val="a3"/>
        </w:rPr>
        <w:commentReference w:id="8"/>
      </w:r>
    </w:p>
    <w:p w14:paraId="06A41256" w14:textId="1C1BAF4E" w:rsidR="0094249C" w:rsidRDefault="0094249C">
      <w:r w:rsidRPr="0094249C">
        <w:rPr>
          <w:noProof/>
        </w:rPr>
        <w:drawing>
          <wp:inline distT="0" distB="0" distL="0" distR="0" wp14:anchorId="30DE169A" wp14:editId="079DEA9A">
            <wp:extent cx="5731510" cy="728980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0E56" w14:textId="0A38A934" w:rsidR="00CF4A7B" w:rsidRDefault="00CF4A7B">
      <w:r w:rsidRPr="00CF4A7B">
        <w:rPr>
          <w:noProof/>
        </w:rPr>
        <w:drawing>
          <wp:inline distT="0" distB="0" distL="0" distR="0" wp14:anchorId="025164FD" wp14:editId="3427DB7E">
            <wp:extent cx="5731510" cy="628650"/>
            <wp:effectExtent l="0" t="0" r="0" b="635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DB6D" w14:textId="1C7614C9" w:rsidR="00E93449" w:rsidRDefault="00E93449">
      <w:r w:rsidRPr="00E93449">
        <w:rPr>
          <w:noProof/>
        </w:rPr>
        <w:drawing>
          <wp:inline distT="0" distB="0" distL="0" distR="0" wp14:anchorId="641D078E" wp14:editId="480B9E1E">
            <wp:extent cx="5731510" cy="527050"/>
            <wp:effectExtent l="0" t="0" r="0" b="635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EBC" w14:textId="750A574E" w:rsidR="00D53749" w:rsidRDefault="00D53749">
      <w:r w:rsidRPr="00D53749">
        <w:rPr>
          <w:noProof/>
        </w:rPr>
        <w:drawing>
          <wp:inline distT="0" distB="0" distL="0" distR="0" wp14:anchorId="653F530B" wp14:editId="381DB783">
            <wp:extent cx="5731510" cy="592455"/>
            <wp:effectExtent l="0" t="0" r="0" b="444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31FD" w14:textId="6B98C10F" w:rsidR="00FB455E" w:rsidRDefault="00FB455E">
      <w:commentRangeStart w:id="9"/>
      <w:r w:rsidRPr="00FB455E">
        <w:rPr>
          <w:noProof/>
        </w:rPr>
        <w:drawing>
          <wp:inline distT="0" distB="0" distL="0" distR="0" wp14:anchorId="7897D771" wp14:editId="11B30BFD">
            <wp:extent cx="5731510" cy="47117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BC2" w14:textId="693E732A" w:rsidR="00473C88" w:rsidRDefault="00473C88">
      <w:r w:rsidRPr="00473C88">
        <w:rPr>
          <w:noProof/>
        </w:rPr>
        <w:drawing>
          <wp:inline distT="0" distB="0" distL="0" distR="0" wp14:anchorId="4E92B685" wp14:editId="497372D3">
            <wp:extent cx="5731510" cy="631825"/>
            <wp:effectExtent l="0" t="0" r="0" b="317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 w:rsidR="00D65119">
        <w:rPr>
          <w:rStyle w:val="a3"/>
        </w:rPr>
        <w:commentReference w:id="9"/>
      </w:r>
    </w:p>
    <w:p w14:paraId="1BD50EF1" w14:textId="0801CCA9" w:rsidR="00F829D1" w:rsidRDefault="00F829D1">
      <w:r w:rsidRPr="00F829D1">
        <w:rPr>
          <w:noProof/>
        </w:rPr>
        <w:drawing>
          <wp:inline distT="0" distB="0" distL="0" distR="0" wp14:anchorId="2BD15F51" wp14:editId="57816F87">
            <wp:extent cx="5731510" cy="621665"/>
            <wp:effectExtent l="0" t="0" r="0" b="63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2B43" w14:textId="6B54E195" w:rsidR="008C7D9B" w:rsidRDefault="008C7D9B">
      <w:commentRangeStart w:id="10"/>
      <w:r w:rsidRPr="008C7D9B">
        <w:rPr>
          <w:noProof/>
        </w:rPr>
        <w:drawing>
          <wp:inline distT="0" distB="0" distL="0" distR="0" wp14:anchorId="6637F8F6" wp14:editId="0DD614F7">
            <wp:extent cx="5731510" cy="47434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CE39A7">
        <w:rPr>
          <w:rStyle w:val="a3"/>
        </w:rPr>
        <w:commentReference w:id="10"/>
      </w:r>
    </w:p>
    <w:p w14:paraId="325F0A97" w14:textId="77DA7D3E" w:rsidR="00825B9A" w:rsidRDefault="00825B9A">
      <w:r w:rsidRPr="00825B9A">
        <w:rPr>
          <w:noProof/>
        </w:rPr>
        <w:lastRenderedPageBreak/>
        <w:drawing>
          <wp:inline distT="0" distB="0" distL="0" distR="0" wp14:anchorId="463E070A" wp14:editId="183657FF">
            <wp:extent cx="5731510" cy="389890"/>
            <wp:effectExtent l="0" t="0" r="0" b="381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A8CA" w14:textId="5999543E" w:rsidR="00825B9A" w:rsidRDefault="00825B9A">
      <w:r w:rsidRPr="00825B9A">
        <w:rPr>
          <w:noProof/>
        </w:rPr>
        <w:drawing>
          <wp:inline distT="0" distB="0" distL="0" distR="0" wp14:anchorId="1098572F" wp14:editId="1F9F531E">
            <wp:extent cx="5731510" cy="537845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6EE" w14:textId="41B5929D" w:rsidR="00481F56" w:rsidRDefault="00481F56">
      <w:r w:rsidRPr="00481F56">
        <w:rPr>
          <w:noProof/>
        </w:rPr>
        <w:drawing>
          <wp:inline distT="0" distB="0" distL="0" distR="0" wp14:anchorId="2CACA71E" wp14:editId="62B3E9CA">
            <wp:extent cx="5731510" cy="573405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70D" w14:textId="144ACF5B" w:rsidR="00483681" w:rsidRDefault="00483681">
      <w:r w:rsidRPr="00483681">
        <w:rPr>
          <w:noProof/>
        </w:rPr>
        <w:drawing>
          <wp:inline distT="0" distB="0" distL="0" distR="0" wp14:anchorId="7B16F54C" wp14:editId="34C10050">
            <wp:extent cx="5731510" cy="481330"/>
            <wp:effectExtent l="0" t="0" r="0" b="127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95E7" w14:textId="78538469" w:rsidR="00026944" w:rsidRDefault="00026944">
      <w:r w:rsidRPr="00026944">
        <w:rPr>
          <w:noProof/>
        </w:rPr>
        <w:drawing>
          <wp:inline distT="0" distB="0" distL="0" distR="0" wp14:anchorId="69024E41" wp14:editId="4A46BF04">
            <wp:extent cx="5731510" cy="365760"/>
            <wp:effectExtent l="0" t="0" r="0" b="254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743" w14:textId="136EC876" w:rsidR="00051FCF" w:rsidRDefault="00F13F3B">
      <w:pPr>
        <w:rPr>
          <w:lang w:eastAsia="ja-JP"/>
        </w:rPr>
      </w:pPr>
      <w:r w:rsidRPr="00F13F3B">
        <w:rPr>
          <w:noProof/>
        </w:rPr>
        <w:drawing>
          <wp:inline distT="0" distB="0" distL="0" distR="0" wp14:anchorId="357D5CBD" wp14:editId="679C305D">
            <wp:extent cx="5731510" cy="615315"/>
            <wp:effectExtent l="0" t="0" r="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E44" w14:textId="1C0D222C" w:rsidR="00F73E9A" w:rsidRDefault="00F73E9A">
      <w:r w:rsidRPr="00F73E9A">
        <w:rPr>
          <w:noProof/>
        </w:rPr>
        <w:drawing>
          <wp:inline distT="0" distB="0" distL="0" distR="0" wp14:anchorId="7A166638" wp14:editId="5A8AA1D1">
            <wp:extent cx="5731510" cy="542290"/>
            <wp:effectExtent l="0" t="0" r="0" b="381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BA84" w14:textId="5783FD03" w:rsidR="00F73E9A" w:rsidRDefault="00F73E9A">
      <w:r w:rsidRPr="00F73E9A">
        <w:rPr>
          <w:noProof/>
        </w:rPr>
        <w:drawing>
          <wp:inline distT="0" distB="0" distL="0" distR="0" wp14:anchorId="65070688" wp14:editId="57F03C30">
            <wp:extent cx="5731510" cy="726440"/>
            <wp:effectExtent l="0" t="0" r="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C85" w14:textId="5CF8821B" w:rsidR="00587453" w:rsidRDefault="00587453">
      <w:r w:rsidRPr="00587453">
        <w:rPr>
          <w:noProof/>
        </w:rPr>
        <w:drawing>
          <wp:inline distT="0" distB="0" distL="0" distR="0" wp14:anchorId="4EF697AB" wp14:editId="138F3CED">
            <wp:extent cx="5731510" cy="442595"/>
            <wp:effectExtent l="0" t="0" r="0" b="1905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38F9" w14:textId="0122C8F8" w:rsidR="00B55CC9" w:rsidRDefault="00B55CC9">
      <w:r w:rsidRPr="00B55CC9">
        <w:rPr>
          <w:noProof/>
        </w:rPr>
        <w:drawing>
          <wp:inline distT="0" distB="0" distL="0" distR="0" wp14:anchorId="06F9F173" wp14:editId="7DA369E7">
            <wp:extent cx="5731510" cy="776605"/>
            <wp:effectExtent l="0" t="0" r="0" b="1905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6F" w:rsidRPr="00825B6F">
        <w:rPr>
          <w:noProof/>
        </w:rPr>
        <w:drawing>
          <wp:inline distT="0" distB="0" distL="0" distR="0" wp14:anchorId="6F36D44A" wp14:editId="260A8BD6">
            <wp:extent cx="5731510" cy="588645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3EC" w14:textId="445261CE" w:rsidR="00825B6F" w:rsidRDefault="00825B6F">
      <w:r w:rsidRPr="00825B6F">
        <w:rPr>
          <w:noProof/>
        </w:rPr>
        <w:drawing>
          <wp:inline distT="0" distB="0" distL="0" distR="0" wp14:anchorId="16F9677D" wp14:editId="4DA3E9A4">
            <wp:extent cx="5731510" cy="422275"/>
            <wp:effectExtent l="0" t="0" r="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F2AE" w14:textId="2EBC2991" w:rsidR="00457225" w:rsidRDefault="00457225">
      <w:r w:rsidRPr="00457225">
        <w:rPr>
          <w:noProof/>
        </w:rPr>
        <w:drawing>
          <wp:inline distT="0" distB="0" distL="0" distR="0" wp14:anchorId="13D20F23" wp14:editId="15DDE91A">
            <wp:extent cx="5731510" cy="673100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045" w14:textId="59E07FEA" w:rsidR="001F3DB9" w:rsidRDefault="001F3DB9">
      <w:r w:rsidRPr="001F3DB9">
        <w:rPr>
          <w:noProof/>
        </w:rPr>
        <w:lastRenderedPageBreak/>
        <w:drawing>
          <wp:inline distT="0" distB="0" distL="0" distR="0" wp14:anchorId="3EE11A47" wp14:editId="6DE0F0D2">
            <wp:extent cx="5731510" cy="604520"/>
            <wp:effectExtent l="0" t="0" r="0" b="508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C16" w14:textId="2CA271EA" w:rsidR="00E0089B" w:rsidRDefault="00E0089B">
      <w:r w:rsidRPr="00E0089B">
        <w:rPr>
          <w:noProof/>
        </w:rPr>
        <w:drawing>
          <wp:inline distT="0" distB="0" distL="0" distR="0" wp14:anchorId="6DCAB1F5" wp14:editId="3B291F48">
            <wp:extent cx="5731510" cy="815975"/>
            <wp:effectExtent l="0" t="0" r="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F8BE" w14:textId="3C459D14" w:rsidR="006B68F8" w:rsidRDefault="006B68F8">
      <w:r w:rsidRPr="006B68F8">
        <w:rPr>
          <w:noProof/>
        </w:rPr>
        <w:drawing>
          <wp:inline distT="0" distB="0" distL="0" distR="0" wp14:anchorId="02FDE584" wp14:editId="1B59BED3">
            <wp:extent cx="5731510" cy="403860"/>
            <wp:effectExtent l="0" t="0" r="0" b="254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E1A7" w14:textId="255B5261" w:rsidR="0099515A" w:rsidRDefault="0099515A">
      <w:r w:rsidRPr="0099515A">
        <w:rPr>
          <w:noProof/>
        </w:rPr>
        <w:drawing>
          <wp:inline distT="0" distB="0" distL="0" distR="0" wp14:anchorId="2699F902" wp14:editId="5167F5A7">
            <wp:extent cx="5731510" cy="487680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540" w14:textId="02F7B990" w:rsidR="00197209" w:rsidRDefault="00197209">
      <w:r w:rsidRPr="00197209">
        <w:rPr>
          <w:noProof/>
        </w:rPr>
        <w:drawing>
          <wp:inline distT="0" distB="0" distL="0" distR="0" wp14:anchorId="5384F86A" wp14:editId="1A412BD0">
            <wp:extent cx="5731510" cy="462280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8181" w14:textId="12367E87" w:rsidR="00331FCF" w:rsidRDefault="00331FCF">
      <w:r w:rsidRPr="00331FCF">
        <w:rPr>
          <w:noProof/>
        </w:rPr>
        <w:drawing>
          <wp:inline distT="0" distB="0" distL="0" distR="0" wp14:anchorId="3AC2E4A7" wp14:editId="39580E16">
            <wp:extent cx="5731510" cy="587375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B14" w14:textId="2283267C" w:rsidR="0032230B" w:rsidRDefault="0032230B">
      <w:r w:rsidRPr="0032230B">
        <w:rPr>
          <w:noProof/>
        </w:rPr>
        <w:drawing>
          <wp:inline distT="0" distB="0" distL="0" distR="0" wp14:anchorId="667CE7C7" wp14:editId="6823BDAD">
            <wp:extent cx="5731510" cy="483870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F97" w14:textId="5A668BEB" w:rsidR="00336432" w:rsidRDefault="00336432">
      <w:r w:rsidRPr="00336432">
        <w:rPr>
          <w:noProof/>
        </w:rPr>
        <w:drawing>
          <wp:inline distT="0" distB="0" distL="0" distR="0" wp14:anchorId="02C2D9D7" wp14:editId="07F389AA">
            <wp:extent cx="5731510" cy="701040"/>
            <wp:effectExtent l="0" t="0" r="0" b="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A5F1" w14:textId="664BFE8E" w:rsidR="004A5D84" w:rsidRDefault="004A5D84">
      <w:r w:rsidRPr="004A5D84">
        <w:rPr>
          <w:noProof/>
        </w:rPr>
        <w:drawing>
          <wp:inline distT="0" distB="0" distL="0" distR="0" wp14:anchorId="4BCC95AF" wp14:editId="3CA3697C">
            <wp:extent cx="5731510" cy="593725"/>
            <wp:effectExtent l="0" t="0" r="0" b="3175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7DC2" w14:textId="2298CB24" w:rsidR="001507A5" w:rsidRDefault="001507A5">
      <w:r w:rsidRPr="001507A5">
        <w:rPr>
          <w:noProof/>
        </w:rPr>
        <w:drawing>
          <wp:inline distT="0" distB="0" distL="0" distR="0" wp14:anchorId="6745361C" wp14:editId="4835FF02">
            <wp:extent cx="5731510" cy="546735"/>
            <wp:effectExtent l="0" t="0" r="0" b="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F812" w14:textId="4142552F" w:rsidR="000155FD" w:rsidRDefault="000155FD">
      <w:r w:rsidRPr="000155FD">
        <w:rPr>
          <w:noProof/>
        </w:rPr>
        <w:drawing>
          <wp:inline distT="0" distB="0" distL="0" distR="0" wp14:anchorId="471F8B57" wp14:editId="153478A4">
            <wp:extent cx="5731510" cy="386080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B222" w14:textId="2B4C229D" w:rsidR="002E629C" w:rsidRDefault="002E629C">
      <w:r w:rsidRPr="002E629C">
        <w:rPr>
          <w:noProof/>
        </w:rPr>
        <w:drawing>
          <wp:inline distT="0" distB="0" distL="0" distR="0" wp14:anchorId="078A3B9D" wp14:editId="44333431">
            <wp:extent cx="5731510" cy="517525"/>
            <wp:effectExtent l="0" t="0" r="0" b="3175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9FC" w14:textId="66980250" w:rsidR="00500258" w:rsidRDefault="00500258">
      <w:r w:rsidRPr="00500258">
        <w:rPr>
          <w:noProof/>
        </w:rPr>
        <w:drawing>
          <wp:inline distT="0" distB="0" distL="0" distR="0" wp14:anchorId="0FE48094" wp14:editId="5F6A1DFE">
            <wp:extent cx="5731510" cy="353060"/>
            <wp:effectExtent l="0" t="0" r="0" b="2540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62E" w14:textId="29A0910F" w:rsidR="00F57085" w:rsidRDefault="00F57085">
      <w:r w:rsidRPr="00F57085">
        <w:rPr>
          <w:noProof/>
        </w:rPr>
        <w:lastRenderedPageBreak/>
        <w:drawing>
          <wp:inline distT="0" distB="0" distL="0" distR="0" wp14:anchorId="40B734D9" wp14:editId="7F63F29D">
            <wp:extent cx="5731510" cy="580390"/>
            <wp:effectExtent l="0" t="0" r="0" b="381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AA7E" w14:textId="3D02471C" w:rsidR="00E52BD4" w:rsidRDefault="00E52BD4">
      <w:r w:rsidRPr="00E52BD4">
        <w:rPr>
          <w:noProof/>
        </w:rPr>
        <w:drawing>
          <wp:inline distT="0" distB="0" distL="0" distR="0" wp14:anchorId="488B0556" wp14:editId="2DC29AAD">
            <wp:extent cx="5731510" cy="716280"/>
            <wp:effectExtent l="0" t="0" r="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DF1B" w14:textId="230A30E7" w:rsidR="0046733D" w:rsidRDefault="0046733D">
      <w:r w:rsidRPr="0046733D">
        <w:rPr>
          <w:noProof/>
        </w:rPr>
        <w:drawing>
          <wp:inline distT="0" distB="0" distL="0" distR="0" wp14:anchorId="2E025C90" wp14:editId="00572139">
            <wp:extent cx="5731510" cy="421640"/>
            <wp:effectExtent l="0" t="0" r="0" b="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CAAF" w14:textId="7F36BC5C" w:rsidR="00E375A2" w:rsidRDefault="00E375A2">
      <w:r w:rsidRPr="00E375A2">
        <w:rPr>
          <w:noProof/>
        </w:rPr>
        <w:drawing>
          <wp:inline distT="0" distB="0" distL="0" distR="0" wp14:anchorId="52820394" wp14:editId="6E622F05">
            <wp:extent cx="5731510" cy="467360"/>
            <wp:effectExtent l="0" t="0" r="0" b="254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0E21" w14:textId="6DB9C49B" w:rsidR="00444AE2" w:rsidRDefault="00444AE2">
      <w:r w:rsidRPr="00444AE2">
        <w:rPr>
          <w:noProof/>
        </w:rPr>
        <w:drawing>
          <wp:inline distT="0" distB="0" distL="0" distR="0" wp14:anchorId="062629DC" wp14:editId="00D02712">
            <wp:extent cx="5731510" cy="723265"/>
            <wp:effectExtent l="0" t="0" r="0" b="63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380" w14:textId="61F8EFD1" w:rsidR="00EC6413" w:rsidRDefault="00EC6413">
      <w:r w:rsidRPr="00EC6413">
        <w:rPr>
          <w:noProof/>
        </w:rPr>
        <w:drawing>
          <wp:inline distT="0" distB="0" distL="0" distR="0" wp14:anchorId="137ADBAB" wp14:editId="45ED936D">
            <wp:extent cx="5731510" cy="400685"/>
            <wp:effectExtent l="0" t="0" r="0" b="5715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00A" w14:textId="566FFE4C" w:rsidR="00C55C47" w:rsidRDefault="00C55C47">
      <w:r w:rsidRPr="00C55C47">
        <w:rPr>
          <w:noProof/>
        </w:rPr>
        <w:drawing>
          <wp:inline distT="0" distB="0" distL="0" distR="0" wp14:anchorId="3ACA4D6B" wp14:editId="01DA4948">
            <wp:extent cx="1632857" cy="412646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364" cy="43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C47">
        <w:rPr>
          <w:noProof/>
        </w:rPr>
        <w:drawing>
          <wp:inline distT="0" distB="0" distL="0" distR="0" wp14:anchorId="53CA85C6" wp14:editId="042ADA2D">
            <wp:extent cx="3954961" cy="356236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72" cy="3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746" w14:textId="42EC3DF4" w:rsidR="00A66065" w:rsidRDefault="00A66065">
      <w:r w:rsidRPr="00A66065">
        <w:rPr>
          <w:noProof/>
        </w:rPr>
        <w:drawing>
          <wp:inline distT="0" distB="0" distL="0" distR="0" wp14:anchorId="59748813" wp14:editId="07EB3D77">
            <wp:extent cx="5731510" cy="447040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8EA" w14:textId="583220CC" w:rsidR="00EA0176" w:rsidRDefault="00EA0176">
      <w:r w:rsidRPr="00EA0176">
        <w:rPr>
          <w:noProof/>
        </w:rPr>
        <w:drawing>
          <wp:inline distT="0" distB="0" distL="0" distR="0" wp14:anchorId="7E2EF76D" wp14:editId="2413BEE6">
            <wp:extent cx="5731510" cy="334645"/>
            <wp:effectExtent l="0" t="0" r="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21AE" w14:textId="1B43ECF5" w:rsidR="003A2255" w:rsidRDefault="003A2255">
      <w:r w:rsidRPr="003A2255">
        <w:rPr>
          <w:noProof/>
        </w:rPr>
        <w:drawing>
          <wp:inline distT="0" distB="0" distL="0" distR="0" wp14:anchorId="3D515DF6" wp14:editId="0502843C">
            <wp:extent cx="5731510" cy="487680"/>
            <wp:effectExtent l="0" t="0" r="0" b="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788" w14:textId="0D5D9323" w:rsidR="00F658D8" w:rsidRDefault="00F658D8">
      <w:r w:rsidRPr="00F658D8">
        <w:rPr>
          <w:noProof/>
        </w:rPr>
        <w:drawing>
          <wp:inline distT="0" distB="0" distL="0" distR="0" wp14:anchorId="56765F4B" wp14:editId="7A69DF80">
            <wp:extent cx="5731510" cy="379730"/>
            <wp:effectExtent l="0" t="0" r="0" b="127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5CC9" w14:textId="08CB5F4E" w:rsidR="002D53DA" w:rsidRDefault="002D53DA">
      <w:r w:rsidRPr="002D53DA">
        <w:rPr>
          <w:noProof/>
        </w:rPr>
        <w:drawing>
          <wp:inline distT="0" distB="0" distL="0" distR="0" wp14:anchorId="6E286381" wp14:editId="093725A8">
            <wp:extent cx="5731510" cy="655955"/>
            <wp:effectExtent l="0" t="0" r="0" b="444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F113" w14:textId="0C10D773" w:rsidR="006D47FA" w:rsidRDefault="006D47FA">
      <w:r w:rsidRPr="006D47FA">
        <w:rPr>
          <w:noProof/>
        </w:rPr>
        <w:drawing>
          <wp:inline distT="0" distB="0" distL="0" distR="0" wp14:anchorId="1E4B4AE2" wp14:editId="6CE77C54">
            <wp:extent cx="5731510" cy="480060"/>
            <wp:effectExtent l="0" t="0" r="0" b="254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FFB" w14:textId="73ADFD10" w:rsidR="00906C2F" w:rsidRDefault="00906C2F">
      <w:r w:rsidRPr="00906C2F">
        <w:rPr>
          <w:noProof/>
        </w:rPr>
        <w:drawing>
          <wp:inline distT="0" distB="0" distL="0" distR="0" wp14:anchorId="42BEE626" wp14:editId="3C05A3D3">
            <wp:extent cx="5731510" cy="669925"/>
            <wp:effectExtent l="0" t="0" r="0" b="3175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3C21" w14:textId="571E877B" w:rsidR="00730D2C" w:rsidRDefault="00730D2C">
      <w:r w:rsidRPr="00730D2C">
        <w:rPr>
          <w:noProof/>
        </w:rPr>
        <w:lastRenderedPageBreak/>
        <w:drawing>
          <wp:inline distT="0" distB="0" distL="0" distR="0" wp14:anchorId="41956BEA" wp14:editId="5B3E28BA">
            <wp:extent cx="5731510" cy="54610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C3" w14:textId="4AB116ED" w:rsidR="00F37939" w:rsidRDefault="00F37939">
      <w:r w:rsidRPr="00F37939">
        <w:rPr>
          <w:noProof/>
        </w:rPr>
        <w:drawing>
          <wp:inline distT="0" distB="0" distL="0" distR="0" wp14:anchorId="50F3E5B8" wp14:editId="02E07702">
            <wp:extent cx="5731510" cy="934720"/>
            <wp:effectExtent l="0" t="0" r="0" b="508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00" w14:textId="0213C4E2" w:rsidR="00434809" w:rsidRDefault="00434809">
      <w:r w:rsidRPr="00434809">
        <w:rPr>
          <w:noProof/>
        </w:rPr>
        <w:drawing>
          <wp:inline distT="0" distB="0" distL="0" distR="0" wp14:anchorId="4B74CC18" wp14:editId="11C25611">
            <wp:extent cx="5731510" cy="352425"/>
            <wp:effectExtent l="0" t="0" r="0" b="3175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809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ong" w:date="2022-12-03T22:20:00Z" w:initials="hong">
    <w:p w14:paraId="1414FAB1" w14:textId="37F070F0" w:rsidR="004E0B9F" w:rsidRPr="004E0B9F" w:rsidRDefault="004E0B9F">
      <w:pPr>
        <w:pStyle w:val="a4"/>
      </w:pPr>
      <w:r>
        <w:rPr>
          <w:rStyle w:val="a3"/>
        </w:rPr>
        <w:annotationRef/>
      </w:r>
      <w:r>
        <w:rPr>
          <w:rStyle w:val="a3"/>
        </w:rPr>
        <w:annotationRef/>
      </w:r>
      <w:r>
        <w:rPr>
          <w:rFonts w:hint="eastAsia"/>
        </w:rPr>
        <w:t>今天</w:t>
      </w:r>
      <w:r>
        <w:rPr>
          <w:rFonts w:hint="eastAsia"/>
        </w:rPr>
        <w:t xml:space="preserve"> </w:t>
      </w:r>
      <w:r>
        <w:rPr>
          <w:rFonts w:hint="eastAsia"/>
        </w:rPr>
        <w:t>后面都是口</w:t>
      </w:r>
      <w:r>
        <w:rPr>
          <w:rFonts w:ascii="PingFang TC" w:eastAsia="PingFang TC" w:hAnsi="PingFang TC" w:cs="PingFang TC" w:hint="eastAsia"/>
        </w:rPr>
        <w:t>头语</w:t>
      </w:r>
    </w:p>
  </w:comment>
  <w:comment w:id="1" w:author="hong" w:date="2022-12-03T22:21:00Z" w:initials="hong">
    <w:p w14:paraId="293B2CBD" w14:textId="33F0A818" w:rsidR="004E0B9F" w:rsidRPr="004E0B9F" w:rsidRDefault="004E0B9F">
      <w:pPr>
        <w:pStyle w:val="a4"/>
      </w:pPr>
      <w:r>
        <w:rPr>
          <w:rStyle w:val="a3"/>
        </w:rPr>
        <w:annotationRef/>
      </w:r>
      <w:r>
        <w:rPr>
          <w:rStyle w:val="a3"/>
        </w:rPr>
        <w:annotationRef/>
      </w:r>
      <w:r w:rsidRPr="006C1D88">
        <w:rPr>
          <w:rFonts w:hint="eastAsia"/>
        </w:rPr>
        <w:t>如果您</w:t>
      </w:r>
      <w:r w:rsidRPr="006C1D88">
        <w:rPr>
          <w:rFonts w:ascii="PingFang TC" w:eastAsia="PingFang TC" w:hAnsi="PingFang TC" w:cs="PingFang TC" w:hint="eastAsia"/>
        </w:rPr>
        <w:t>对</w:t>
      </w:r>
      <w:r w:rsidRPr="006C1D88">
        <w:rPr>
          <w:rFonts w:hint="eastAsia"/>
        </w:rPr>
        <w:t>何</w:t>
      </w:r>
      <w:r w:rsidRPr="006C1D88">
        <w:rPr>
          <w:rFonts w:ascii="PingFang TC" w:eastAsia="PingFang TC" w:hAnsi="PingFang TC" w:cs="PingFang TC" w:hint="eastAsia"/>
        </w:rPr>
        <w:t>时</w:t>
      </w:r>
      <w:r w:rsidRPr="006C1D88">
        <w:rPr>
          <w:rFonts w:hint="eastAsia"/>
        </w:rPr>
        <w:t>会</w:t>
      </w:r>
      <w:r w:rsidRPr="006C1D88">
        <w:rPr>
          <w:rFonts w:ascii="PingFang TC" w:eastAsia="PingFang TC" w:hAnsi="PingFang TC" w:cs="PingFang TC" w:hint="eastAsia"/>
        </w:rPr>
        <w:t>发</w:t>
      </w:r>
      <w:r w:rsidRPr="006C1D88">
        <w:rPr>
          <w:rFonts w:hint="eastAsia"/>
        </w:rPr>
        <w:t>生</w:t>
      </w:r>
      <w:r w:rsidRPr="006C1D88">
        <w:rPr>
          <w:rFonts w:ascii="PingFang TC" w:eastAsia="PingFang TC" w:hAnsi="PingFang TC" w:cs="PingFang TC" w:hint="eastAsia"/>
        </w:rPr>
        <w:t>这</w:t>
      </w:r>
      <w:r w:rsidRPr="006C1D88">
        <w:rPr>
          <w:rFonts w:hint="eastAsia"/>
        </w:rPr>
        <w:t>种情况有任何想法，</w:t>
      </w:r>
      <w:r w:rsidRPr="006C1D88">
        <w:rPr>
          <w:rFonts w:ascii="PingFang TC" w:eastAsia="PingFang TC" w:hAnsi="PingFang TC" w:cs="PingFang TC" w:hint="eastAsia"/>
        </w:rPr>
        <w:t>请</w:t>
      </w:r>
      <w:r w:rsidRPr="006C1D88">
        <w:rPr>
          <w:rFonts w:hint="eastAsia"/>
        </w:rPr>
        <w:t>告</w:t>
      </w:r>
      <w:r w:rsidRPr="006C1D88">
        <w:rPr>
          <w:rFonts w:ascii="PingFang TC" w:eastAsia="PingFang TC" w:hAnsi="PingFang TC" w:cs="PingFang TC" w:hint="eastAsia"/>
        </w:rPr>
        <w:t>诉</w:t>
      </w:r>
      <w:r w:rsidRPr="006C1D88">
        <w:rPr>
          <w:rFonts w:hint="eastAsia"/>
        </w:rPr>
        <w:t>我。</w:t>
      </w:r>
    </w:p>
  </w:comment>
  <w:comment w:id="2" w:author="hong" w:date="2022-12-03T22:29:00Z" w:initials="hong">
    <w:p w14:paraId="326D63DB" w14:textId="2A9A6AF5" w:rsidR="004E0B9F" w:rsidRDefault="004E0B9F">
      <w:pPr>
        <w:pStyle w:val="a4"/>
      </w:pPr>
      <w:r>
        <w:rPr>
          <w:rStyle w:val="a3"/>
        </w:rPr>
        <w:annotationRef/>
      </w:r>
      <w:r w:rsidRPr="004E0B9F">
        <w:rPr>
          <w:rFonts w:hint="eastAsia"/>
        </w:rPr>
        <w:t>你想在今天的模</w:t>
      </w:r>
      <w:r w:rsidRPr="004E0B9F">
        <w:rPr>
          <w:rFonts w:ascii="PingFang TC" w:eastAsia="PingFang TC" w:hAnsi="PingFang TC" w:cs="PingFang TC" w:hint="eastAsia"/>
        </w:rPr>
        <w:t>拟</w:t>
      </w:r>
      <w:r w:rsidRPr="004E0B9F">
        <w:rPr>
          <w:rFonts w:hint="eastAsia"/>
        </w:rPr>
        <w:t>面</w:t>
      </w:r>
      <w:r w:rsidRPr="004E0B9F">
        <w:rPr>
          <w:rFonts w:ascii="PingFang TC" w:eastAsia="PingFang TC" w:hAnsi="PingFang TC" w:cs="PingFang TC" w:hint="eastAsia"/>
        </w:rPr>
        <w:t>试</w:t>
      </w:r>
      <w:r w:rsidRPr="004E0B9F">
        <w:rPr>
          <w:rFonts w:hint="eastAsia"/>
        </w:rPr>
        <w:t>中</w:t>
      </w:r>
      <w:r w:rsidRPr="004E0B9F">
        <w:rPr>
          <w:rFonts w:ascii="PingFang TC" w:eastAsia="PingFang TC" w:hAnsi="PingFang TC" w:cs="PingFang TC" w:hint="eastAsia"/>
        </w:rPr>
        <w:t>练习</w:t>
      </w:r>
      <w:r w:rsidRPr="004E0B9F">
        <w:rPr>
          <w:rFonts w:hint="eastAsia"/>
        </w:rPr>
        <w:t>一下</w:t>
      </w:r>
      <w:r w:rsidRPr="004E0B9F">
        <w:rPr>
          <w:rFonts w:ascii="PingFang TC" w:eastAsia="PingFang TC" w:hAnsi="PingFang TC" w:cs="PingFang TC" w:hint="eastAsia"/>
        </w:rPr>
        <w:t>吗</w:t>
      </w:r>
      <w:r w:rsidRPr="004E0B9F">
        <w:rPr>
          <w:rFonts w:hint="eastAsia"/>
        </w:rPr>
        <w:t>？</w:t>
      </w:r>
    </w:p>
  </w:comment>
  <w:comment w:id="4" w:author="hong" w:date="2022-12-03T22:35:00Z" w:initials="hong">
    <w:p w14:paraId="5A2A93DC" w14:textId="3BBB1BD2" w:rsidR="00FB2368" w:rsidRDefault="00FB2368">
      <w:pPr>
        <w:pStyle w:val="a4"/>
      </w:pPr>
      <w:r>
        <w:rPr>
          <w:rStyle w:val="a3"/>
        </w:rPr>
        <w:annotationRef/>
      </w:r>
      <w:r w:rsidR="006748F5">
        <w:rPr>
          <w:noProof/>
        </w:rPr>
        <w:t xml:space="preserve">  </w:t>
      </w:r>
      <w:r>
        <w:rPr>
          <w:rFonts w:hint="eastAsia"/>
          <w:noProof/>
        </w:rPr>
        <w:t>salad</w:t>
      </w:r>
    </w:p>
  </w:comment>
  <w:comment w:id="6" w:author="hong" w:date="2022-12-04T06:36:00Z" w:initials="hong">
    <w:p w14:paraId="78288F6F" w14:textId="0CCF41CC" w:rsidR="00CE36E4" w:rsidRDefault="00CE36E4">
      <w:pPr>
        <w:pStyle w:val="a4"/>
      </w:pPr>
      <w:r>
        <w:rPr>
          <w:rStyle w:val="a3"/>
        </w:rPr>
        <w:annotationRef/>
      </w:r>
      <w:r w:rsidRPr="00CE36E4">
        <w:rPr>
          <w:rFonts w:hint="eastAsia"/>
        </w:rPr>
        <w:t>提</w:t>
      </w:r>
      <w:r w:rsidRPr="00CE36E4">
        <w:rPr>
          <w:rFonts w:ascii="PingFang TC" w:eastAsia="PingFang TC" w:hAnsi="PingFang TC" w:cs="PingFang TC" w:hint="eastAsia"/>
        </w:rPr>
        <w:t>问</w:t>
      </w:r>
      <w:r w:rsidRPr="00CE36E4">
        <w:rPr>
          <w:rFonts w:hint="eastAsia"/>
        </w:rPr>
        <w:t>后</w:t>
      </w:r>
      <w:r w:rsidRPr="00CE36E4">
        <w:rPr>
          <w:rFonts w:ascii="PingFang TC" w:eastAsia="PingFang TC" w:hAnsi="PingFang TC" w:cs="PingFang TC" w:hint="eastAsia"/>
        </w:rPr>
        <w:t>这</w:t>
      </w:r>
      <w:r w:rsidRPr="00CE36E4">
        <w:rPr>
          <w:rFonts w:hint="eastAsia"/>
        </w:rPr>
        <w:t>是什么？</w:t>
      </w:r>
      <w:r w:rsidRPr="00CE36E4">
        <w:t xml:space="preserve"> </w:t>
      </w:r>
      <w:r w:rsidRPr="00CE36E4">
        <w:rPr>
          <w:rFonts w:hint="eastAsia"/>
        </w:rPr>
        <w:t>或者在</w:t>
      </w:r>
      <w:r w:rsidRPr="00CE36E4">
        <w:rPr>
          <w:rFonts w:ascii="PingFang TC" w:eastAsia="PingFang TC" w:hAnsi="PingFang TC" w:cs="PingFang TC" w:hint="eastAsia"/>
        </w:rPr>
        <w:t>这</w:t>
      </w:r>
      <w:r w:rsidRPr="00CE36E4">
        <w:rPr>
          <w:rFonts w:hint="eastAsia"/>
        </w:rPr>
        <w:t>种</w:t>
      </w:r>
      <w:r w:rsidRPr="00CE36E4">
        <w:rPr>
          <w:rFonts w:ascii="PingFang TC" w:eastAsia="PingFang TC" w:hAnsi="PingFang TC" w:cs="PingFang TC" w:hint="eastAsia"/>
        </w:rPr>
        <w:t>时</w:t>
      </w:r>
      <w:r w:rsidRPr="00CE36E4">
        <w:rPr>
          <w:rFonts w:hint="eastAsia"/>
        </w:rPr>
        <w:t>候会</w:t>
      </w:r>
      <w:r w:rsidRPr="00CE36E4">
        <w:rPr>
          <w:rFonts w:ascii="PingFang TC" w:eastAsia="PingFang TC" w:hAnsi="PingFang TC" w:cs="PingFang TC" w:hint="eastAsia"/>
        </w:rPr>
        <w:t>发</w:t>
      </w:r>
      <w:r w:rsidRPr="00CE36E4">
        <w:rPr>
          <w:rFonts w:hint="eastAsia"/>
        </w:rPr>
        <w:t>生什么？</w:t>
      </w:r>
      <w:r w:rsidRPr="00CE36E4">
        <w:t xml:space="preserve"> </w:t>
      </w:r>
      <w:r w:rsidRPr="00CE36E4">
        <w:rPr>
          <w:rFonts w:hint="eastAsia"/>
        </w:rPr>
        <w:t>我想如果我能在整个采</w:t>
      </w:r>
      <w:r w:rsidRPr="00CE36E4">
        <w:rPr>
          <w:rFonts w:ascii="PingFang TC" w:eastAsia="PingFang TC" w:hAnsi="PingFang TC" w:cs="PingFang TC" w:hint="eastAsia"/>
        </w:rPr>
        <w:t>访过</w:t>
      </w:r>
      <w:r w:rsidRPr="00CE36E4">
        <w:rPr>
          <w:rFonts w:hint="eastAsia"/>
        </w:rPr>
        <w:t>程中回</w:t>
      </w:r>
      <w:r w:rsidRPr="00CE36E4">
        <w:rPr>
          <w:rFonts w:ascii="PingFang TC" w:eastAsia="PingFang TC" w:hAnsi="PingFang TC" w:cs="PingFang TC" w:hint="eastAsia"/>
        </w:rPr>
        <w:t>顾</w:t>
      </w:r>
      <w:r w:rsidRPr="00CE36E4">
        <w:rPr>
          <w:rFonts w:hint="eastAsia"/>
        </w:rPr>
        <w:t>一下就好了</w:t>
      </w:r>
    </w:p>
  </w:comment>
  <w:comment w:id="7" w:author="hong" w:date="2022-12-04T12:53:00Z" w:initials="hong">
    <w:p w14:paraId="2DCD648C" w14:textId="7DD19FBF" w:rsidR="006748F5" w:rsidRDefault="006748F5">
      <w:pPr>
        <w:pStyle w:val="a4"/>
      </w:pPr>
      <w:r>
        <w:rPr>
          <w:rStyle w:val="a3"/>
        </w:rPr>
        <w:annotationRef/>
      </w:r>
      <w:r w:rsidRPr="006748F5">
        <w:rPr>
          <w:rFonts w:ascii="PingFang TC" w:eastAsia="PingFang TC" w:hAnsi="PingFang TC" w:cs="PingFang TC" w:hint="eastAsia"/>
        </w:rPr>
        <w:t>还</w:t>
      </w:r>
      <w:r w:rsidRPr="006748F5">
        <w:rPr>
          <w:rFonts w:hint="eastAsia"/>
        </w:rPr>
        <w:t>有，如果有你</w:t>
      </w:r>
      <w:r w:rsidRPr="006748F5">
        <w:rPr>
          <w:rFonts w:ascii="PingFang TC" w:eastAsia="PingFang TC" w:hAnsi="PingFang TC" w:cs="PingFang TC" w:hint="eastAsia"/>
        </w:rPr>
        <w:t>现</w:t>
      </w:r>
      <w:r w:rsidRPr="006748F5">
        <w:rPr>
          <w:rFonts w:hint="eastAsia"/>
        </w:rPr>
        <w:t>在看的一个行</w:t>
      </w:r>
      <w:r w:rsidRPr="006748F5">
        <w:rPr>
          <w:rFonts w:ascii="PingFang TC" w:eastAsia="PingFang TC" w:hAnsi="PingFang TC" w:cs="PingFang TC" w:hint="eastAsia"/>
        </w:rPr>
        <w:t>业</w:t>
      </w:r>
      <w:r w:rsidRPr="006748F5">
        <w:rPr>
          <w:rFonts w:hint="eastAsia"/>
        </w:rPr>
        <w:t>，或者一个方向，你</w:t>
      </w:r>
      <w:r w:rsidRPr="006748F5">
        <w:rPr>
          <w:rFonts w:ascii="PingFang TC" w:eastAsia="PingFang TC" w:hAnsi="PingFang TC" w:cs="PingFang TC" w:hint="eastAsia"/>
        </w:rPr>
        <w:t>觉</w:t>
      </w:r>
      <w:r w:rsidRPr="006748F5">
        <w:rPr>
          <w:rFonts w:hint="eastAsia"/>
        </w:rPr>
        <w:t>得你</w:t>
      </w:r>
      <w:r w:rsidRPr="006748F5">
        <w:rPr>
          <w:rFonts w:ascii="PingFang TC" w:eastAsia="PingFang TC" w:hAnsi="PingFang TC" w:cs="PingFang TC" w:hint="eastAsia"/>
        </w:rPr>
        <w:t>应该</w:t>
      </w:r>
      <w:r w:rsidRPr="006748F5">
        <w:rPr>
          <w:rFonts w:hint="eastAsia"/>
        </w:rPr>
        <w:t>在里面担任人力</w:t>
      </w:r>
      <w:r w:rsidRPr="006748F5">
        <w:rPr>
          <w:rFonts w:ascii="PingFang TC" w:eastAsia="PingFang TC" w:hAnsi="PingFang TC" w:cs="PingFang TC" w:hint="eastAsia"/>
        </w:rPr>
        <w:t>资</w:t>
      </w:r>
      <w:r w:rsidRPr="006748F5">
        <w:rPr>
          <w:rFonts w:hint="eastAsia"/>
        </w:rPr>
        <w:t>源</w:t>
      </w:r>
      <w:r w:rsidRPr="006748F5">
        <w:rPr>
          <w:rFonts w:ascii="PingFang TC" w:eastAsia="PingFang TC" w:hAnsi="PingFang TC" w:cs="PingFang TC" w:hint="eastAsia"/>
        </w:rPr>
        <w:t>负责</w:t>
      </w:r>
      <w:r w:rsidRPr="006748F5">
        <w:rPr>
          <w:rFonts w:hint="eastAsia"/>
        </w:rPr>
        <w:t>人的角色</w:t>
      </w:r>
      <w:r w:rsidRPr="006748F5">
        <w:rPr>
          <w:rFonts w:ascii="PingFang TC" w:eastAsia="PingFang TC" w:hAnsi="PingFang TC" w:cs="PingFang TC" w:hint="eastAsia"/>
        </w:rPr>
        <w:t>吗</w:t>
      </w:r>
      <w:r w:rsidRPr="006748F5">
        <w:rPr>
          <w:rFonts w:hint="eastAsia"/>
        </w:rPr>
        <w:t>？</w:t>
      </w:r>
    </w:p>
  </w:comment>
  <w:comment w:id="8" w:author="li hong" w:date="2022-12-05T12:14:00Z" w:initials="lh">
    <w:p w14:paraId="751476C9" w14:textId="5EC50C5D" w:rsidR="00F7603E" w:rsidRDefault="00F7603E">
      <w:pPr>
        <w:pStyle w:val="a4"/>
      </w:pPr>
      <w:r>
        <w:rPr>
          <w:rStyle w:val="a3"/>
        </w:rPr>
        <w:annotationRef/>
      </w:r>
      <w:r w:rsidRPr="00F7603E">
        <w:rPr>
          <w:rFonts w:hint="eastAsia"/>
        </w:rPr>
        <w:t>感</w:t>
      </w:r>
      <w:r w:rsidRPr="00F7603E">
        <w:rPr>
          <w:rFonts w:ascii="宋体" w:eastAsia="宋体" w:hAnsi="宋体" w:cs="宋体" w:hint="eastAsia"/>
        </w:rPr>
        <w:t>谢</w:t>
      </w:r>
      <w:r w:rsidRPr="00F7603E">
        <w:rPr>
          <w:rFonts w:ascii="Yu Mincho" w:eastAsia="Yu Mincho" w:hAnsi="Yu Mincho" w:cs="Yu Mincho" w:hint="eastAsia"/>
        </w:rPr>
        <w:t>您今天的宝</w:t>
      </w:r>
      <w:r w:rsidRPr="00F7603E">
        <w:rPr>
          <w:rFonts w:ascii="宋体" w:eastAsia="宋体" w:hAnsi="宋体" w:cs="宋体" w:hint="eastAsia"/>
        </w:rPr>
        <w:t>贵时间</w:t>
      </w:r>
      <w:r w:rsidRPr="00F7603E">
        <w:rPr>
          <w:rFonts w:ascii="Yu Mincho" w:eastAsia="Yu Mincho" w:hAnsi="Yu Mincho" w:cs="Yu Mincho" w:hint="eastAsia"/>
        </w:rPr>
        <w:t>。</w:t>
      </w:r>
    </w:p>
  </w:comment>
  <w:comment w:id="9" w:author="li hong" w:date="2022-12-05T12:26:00Z" w:initials="lh">
    <w:p w14:paraId="622C8907" w14:textId="393B4A16" w:rsidR="00D65119" w:rsidRPr="003F098E" w:rsidRDefault="00D65119">
      <w:pPr>
        <w:pStyle w:val="a4"/>
        <w:rPr>
          <w:rFonts w:eastAsia="等线"/>
        </w:rPr>
      </w:pPr>
      <w:r>
        <w:rPr>
          <w:rStyle w:val="a3"/>
        </w:rPr>
        <w:annotationRef/>
      </w:r>
      <w:r w:rsidRPr="00D65119">
        <w:rPr>
          <w:rFonts w:hint="eastAsia"/>
        </w:rPr>
        <w:t>我在大学期</w:t>
      </w:r>
      <w:r w:rsidRPr="00D65119">
        <w:rPr>
          <w:rFonts w:ascii="宋体" w:eastAsia="宋体" w:hAnsi="宋体" w:cs="宋体" w:hint="eastAsia"/>
        </w:rPr>
        <w:t>间</w:t>
      </w:r>
      <w:r w:rsidRPr="00D65119">
        <w:rPr>
          <w:rFonts w:ascii="Yu Mincho" w:eastAsia="Yu Mincho" w:hAnsi="Yu Mincho" w:cs="Yu Mincho" w:hint="eastAsia"/>
        </w:rPr>
        <w:t>做了三件主要的事情。</w:t>
      </w:r>
    </w:p>
  </w:comment>
  <w:comment w:id="10" w:author="li hong" w:date="2022-12-05T12:43:00Z" w:initials="lh">
    <w:p w14:paraId="6B78F031" w14:textId="207F868C" w:rsidR="00CE39A7" w:rsidRDefault="00CE39A7">
      <w:pPr>
        <w:pStyle w:val="a4"/>
        <w:rPr>
          <w:lang w:eastAsia="ja-JP"/>
        </w:rPr>
      </w:pPr>
      <w:r>
        <w:rPr>
          <w:rStyle w:val="a3"/>
        </w:rPr>
        <w:annotationRef/>
      </w:r>
      <w:r>
        <w:rPr>
          <w:rFonts w:ascii="MS PGothic" w:eastAsia="MS PGothic" w:hAnsi="MS PGothic" w:hint="eastAsia"/>
          <w:b/>
          <w:bCs/>
          <w:color w:val="000000"/>
          <w:sz w:val="22"/>
          <w:szCs w:val="22"/>
          <w:shd w:val="clear" w:color="auto" w:fill="FFFFFF"/>
          <w:lang w:eastAsia="ja-JP"/>
        </w:rPr>
        <w:t>生命科学科</w:t>
      </w:r>
      <w:r>
        <w:rPr>
          <w:rFonts w:ascii="MS PGothic" w:eastAsia="MS PGothic" w:hAnsi="MS PGothic" w:hint="eastAsia"/>
          <w:color w:val="000000"/>
          <w:sz w:val="22"/>
          <w:szCs w:val="22"/>
          <w:shd w:val="clear" w:color="auto" w:fill="FFFFFF"/>
          <w:lang w:eastAsia="ja-JP"/>
        </w:rPr>
        <w:t>（せいめいかがくか）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14FAB1" w15:done="0"/>
  <w15:commentEx w15:paraId="293B2CBD" w15:done="0"/>
  <w15:commentEx w15:paraId="326D63DB" w15:done="0"/>
  <w15:commentEx w15:paraId="5A2A93DC" w15:done="0"/>
  <w15:commentEx w15:paraId="78288F6F" w15:done="0"/>
  <w15:commentEx w15:paraId="2DCD648C" w15:done="0"/>
  <w15:commentEx w15:paraId="751476C9" w15:done="0"/>
  <w15:commentEx w15:paraId="622C8907" w15:done="0"/>
  <w15:commentEx w15:paraId="6B78F03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64A3B" w16cex:dateUtc="2022-12-03T14:20:00Z"/>
  <w16cex:commentExtensible w16cex:durableId="27364A80" w16cex:dateUtc="2022-12-03T14:21:00Z"/>
  <w16cex:commentExtensible w16cex:durableId="27364C66" w16cex:dateUtc="2022-12-03T14:29:00Z"/>
  <w16cex:commentExtensible w16cex:durableId="27364DC5" w16cex:dateUtc="2022-12-03T14:35:00Z"/>
  <w16cex:commentExtensible w16cex:durableId="2736BE85" w16cex:dateUtc="2022-12-03T22:36:00Z"/>
  <w16cex:commentExtensible w16cex:durableId="273716AD" w16cex:dateUtc="2022-12-04T04:53:00Z"/>
  <w16cex:commentExtensible w16cex:durableId="27385F2E" w16cex:dateUtc="2022-12-05T04:14:00Z"/>
  <w16cex:commentExtensible w16cex:durableId="273861EA" w16cex:dateUtc="2022-12-05T04:26:00Z"/>
  <w16cex:commentExtensible w16cex:durableId="273865EB" w16cex:dateUtc="2022-12-05T04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14FAB1" w16cid:durableId="27364A3B"/>
  <w16cid:commentId w16cid:paraId="293B2CBD" w16cid:durableId="27364A80"/>
  <w16cid:commentId w16cid:paraId="326D63DB" w16cid:durableId="27364C66"/>
  <w16cid:commentId w16cid:paraId="5A2A93DC" w16cid:durableId="27364DC5"/>
  <w16cid:commentId w16cid:paraId="78288F6F" w16cid:durableId="2736BE85"/>
  <w16cid:commentId w16cid:paraId="2DCD648C" w16cid:durableId="273716AD"/>
  <w16cid:commentId w16cid:paraId="751476C9" w16cid:durableId="27385F2E"/>
  <w16cid:commentId w16cid:paraId="622C8907" w16cid:durableId="273861EA"/>
  <w16cid:commentId w16cid:paraId="6B78F031" w16cid:durableId="273865E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TC">
    <w:altName w:val="Microsoft JhengHei"/>
    <w:charset w:val="88"/>
    <w:family w:val="swiss"/>
    <w:pitch w:val="variable"/>
    <w:sig w:usb0="A00002FF" w:usb1="7ACFFDFB" w:usb2="00000017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i hong">
    <w15:presenceInfo w15:providerId="Windows Live" w15:userId="1604666b5926bf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42"/>
    <w:rsid w:val="000155FD"/>
    <w:rsid w:val="00024116"/>
    <w:rsid w:val="00026944"/>
    <w:rsid w:val="00051FCF"/>
    <w:rsid w:val="00123153"/>
    <w:rsid w:val="001507A5"/>
    <w:rsid w:val="00197209"/>
    <w:rsid w:val="001F3DB9"/>
    <w:rsid w:val="00224586"/>
    <w:rsid w:val="002C42B5"/>
    <w:rsid w:val="002D53DA"/>
    <w:rsid w:val="002E629C"/>
    <w:rsid w:val="0032230B"/>
    <w:rsid w:val="0033190A"/>
    <w:rsid w:val="00331FCF"/>
    <w:rsid w:val="00336432"/>
    <w:rsid w:val="00353B0D"/>
    <w:rsid w:val="003A2255"/>
    <w:rsid w:val="003F098E"/>
    <w:rsid w:val="00434809"/>
    <w:rsid w:val="00444AE2"/>
    <w:rsid w:val="004468AE"/>
    <w:rsid w:val="00457225"/>
    <w:rsid w:val="0046733D"/>
    <w:rsid w:val="00473C88"/>
    <w:rsid w:val="00481F56"/>
    <w:rsid w:val="00483681"/>
    <w:rsid w:val="004A5D84"/>
    <w:rsid w:val="004E0B9F"/>
    <w:rsid w:val="00500258"/>
    <w:rsid w:val="00587453"/>
    <w:rsid w:val="005A624A"/>
    <w:rsid w:val="00634BD8"/>
    <w:rsid w:val="00637673"/>
    <w:rsid w:val="006748F5"/>
    <w:rsid w:val="006B68F8"/>
    <w:rsid w:val="006C1D88"/>
    <w:rsid w:val="006D11A5"/>
    <w:rsid w:val="006D47FA"/>
    <w:rsid w:val="00730D2C"/>
    <w:rsid w:val="00740B1A"/>
    <w:rsid w:val="00825B6F"/>
    <w:rsid w:val="00825B9A"/>
    <w:rsid w:val="008358F4"/>
    <w:rsid w:val="0085420A"/>
    <w:rsid w:val="008B65E9"/>
    <w:rsid w:val="008C7D9B"/>
    <w:rsid w:val="00906C2F"/>
    <w:rsid w:val="00935AB0"/>
    <w:rsid w:val="0094249C"/>
    <w:rsid w:val="00982791"/>
    <w:rsid w:val="0099515A"/>
    <w:rsid w:val="009A36DB"/>
    <w:rsid w:val="00A66065"/>
    <w:rsid w:val="00AA2927"/>
    <w:rsid w:val="00B55CC9"/>
    <w:rsid w:val="00B86A63"/>
    <w:rsid w:val="00BD0842"/>
    <w:rsid w:val="00BE6CB5"/>
    <w:rsid w:val="00C55C47"/>
    <w:rsid w:val="00CE36E4"/>
    <w:rsid w:val="00CE39A7"/>
    <w:rsid w:val="00CF4A7B"/>
    <w:rsid w:val="00D53749"/>
    <w:rsid w:val="00D65119"/>
    <w:rsid w:val="00E0089B"/>
    <w:rsid w:val="00E375A2"/>
    <w:rsid w:val="00E5258B"/>
    <w:rsid w:val="00E52BD4"/>
    <w:rsid w:val="00E93449"/>
    <w:rsid w:val="00EA0176"/>
    <w:rsid w:val="00EC6413"/>
    <w:rsid w:val="00ED1057"/>
    <w:rsid w:val="00F13F3B"/>
    <w:rsid w:val="00F37939"/>
    <w:rsid w:val="00F57085"/>
    <w:rsid w:val="00F646C4"/>
    <w:rsid w:val="00F658D8"/>
    <w:rsid w:val="00F73E9A"/>
    <w:rsid w:val="00F7603E"/>
    <w:rsid w:val="00F829D1"/>
    <w:rsid w:val="00FB2368"/>
    <w:rsid w:val="00FB455E"/>
    <w:rsid w:val="00FB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9B238B8"/>
  <w15:chartTrackingRefBased/>
  <w15:docId w15:val="{A602CD78-F83E-EB49-8B60-81A626DE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637673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637673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637673"/>
  </w:style>
  <w:style w:type="paragraph" w:styleId="a6">
    <w:name w:val="annotation subject"/>
    <w:basedOn w:val="a4"/>
    <w:next w:val="a4"/>
    <w:link w:val="a7"/>
    <w:uiPriority w:val="99"/>
    <w:semiHidden/>
    <w:unhideWhenUsed/>
    <w:rsid w:val="00637673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637673"/>
    <w:rPr>
      <w:b/>
      <w:bCs/>
    </w:rPr>
  </w:style>
  <w:style w:type="paragraph" w:styleId="a8">
    <w:name w:val="Revision"/>
    <w:hidden/>
    <w:uiPriority w:val="99"/>
    <w:semiHidden/>
    <w:rsid w:val="00FB23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image" Target="media/image55.tiff"/><Relationship Id="rId68" Type="http://schemas.openxmlformats.org/officeDocument/2006/relationships/image" Target="media/image60.tiff"/><Relationship Id="rId84" Type="http://schemas.openxmlformats.org/officeDocument/2006/relationships/image" Target="media/image76.tiff"/><Relationship Id="rId89" Type="http://schemas.openxmlformats.org/officeDocument/2006/relationships/image" Target="media/image81.tiff"/><Relationship Id="rId16" Type="http://schemas.openxmlformats.org/officeDocument/2006/relationships/image" Target="media/image8.tiff"/><Relationship Id="rId11" Type="http://schemas.openxmlformats.org/officeDocument/2006/relationships/image" Target="media/image3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53" Type="http://schemas.openxmlformats.org/officeDocument/2006/relationships/image" Target="media/image45.tiff"/><Relationship Id="rId58" Type="http://schemas.openxmlformats.org/officeDocument/2006/relationships/image" Target="media/image50.tiff"/><Relationship Id="rId74" Type="http://schemas.openxmlformats.org/officeDocument/2006/relationships/image" Target="media/image66.tiff"/><Relationship Id="rId79" Type="http://schemas.openxmlformats.org/officeDocument/2006/relationships/image" Target="media/image71.tiff"/><Relationship Id="rId5" Type="http://schemas.openxmlformats.org/officeDocument/2006/relationships/image" Target="media/image1.tiff"/><Relationship Id="rId90" Type="http://schemas.openxmlformats.org/officeDocument/2006/relationships/image" Target="media/image82.tiff"/><Relationship Id="rId95" Type="http://schemas.openxmlformats.org/officeDocument/2006/relationships/image" Target="media/image8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64" Type="http://schemas.openxmlformats.org/officeDocument/2006/relationships/image" Target="media/image56.tiff"/><Relationship Id="rId69" Type="http://schemas.openxmlformats.org/officeDocument/2006/relationships/image" Target="media/image61.tiff"/><Relationship Id="rId80" Type="http://schemas.openxmlformats.org/officeDocument/2006/relationships/image" Target="media/image72.tiff"/><Relationship Id="rId85" Type="http://schemas.openxmlformats.org/officeDocument/2006/relationships/image" Target="media/image77.tiff"/><Relationship Id="rId3" Type="http://schemas.openxmlformats.org/officeDocument/2006/relationships/settings" Target="setting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tiff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54" Type="http://schemas.openxmlformats.org/officeDocument/2006/relationships/image" Target="media/image46.tiff"/><Relationship Id="rId62" Type="http://schemas.openxmlformats.org/officeDocument/2006/relationships/image" Target="media/image54.tiff"/><Relationship Id="rId70" Type="http://schemas.openxmlformats.org/officeDocument/2006/relationships/image" Target="media/image62.tiff"/><Relationship Id="rId75" Type="http://schemas.openxmlformats.org/officeDocument/2006/relationships/image" Target="media/image67.tiff"/><Relationship Id="rId83" Type="http://schemas.openxmlformats.org/officeDocument/2006/relationships/image" Target="media/image75.tiff"/><Relationship Id="rId88" Type="http://schemas.openxmlformats.org/officeDocument/2006/relationships/image" Target="media/image80.tiff"/><Relationship Id="rId91" Type="http://schemas.openxmlformats.org/officeDocument/2006/relationships/image" Target="media/image83.tiff"/><Relationship Id="rId96" Type="http://schemas.openxmlformats.org/officeDocument/2006/relationships/image" Target="media/image88.tiff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49" Type="http://schemas.openxmlformats.org/officeDocument/2006/relationships/image" Target="media/image41.tiff"/><Relationship Id="rId57" Type="http://schemas.openxmlformats.org/officeDocument/2006/relationships/image" Target="media/image49.tiff"/><Relationship Id="rId10" Type="http://schemas.openxmlformats.org/officeDocument/2006/relationships/image" Target="media/image2.tiff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52" Type="http://schemas.openxmlformats.org/officeDocument/2006/relationships/image" Target="media/image44.tiff"/><Relationship Id="rId60" Type="http://schemas.openxmlformats.org/officeDocument/2006/relationships/image" Target="media/image52.tiff"/><Relationship Id="rId65" Type="http://schemas.openxmlformats.org/officeDocument/2006/relationships/image" Target="media/image57.tiff"/><Relationship Id="rId73" Type="http://schemas.openxmlformats.org/officeDocument/2006/relationships/image" Target="media/image65.tiff"/><Relationship Id="rId78" Type="http://schemas.openxmlformats.org/officeDocument/2006/relationships/image" Target="media/image70.tiff"/><Relationship Id="rId81" Type="http://schemas.openxmlformats.org/officeDocument/2006/relationships/image" Target="media/image73.tiff"/><Relationship Id="rId86" Type="http://schemas.openxmlformats.org/officeDocument/2006/relationships/image" Target="media/image78.tiff"/><Relationship Id="rId94" Type="http://schemas.openxmlformats.org/officeDocument/2006/relationships/image" Target="media/image86.tiff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1.tiff"/><Relationship Id="rId34" Type="http://schemas.openxmlformats.org/officeDocument/2006/relationships/image" Target="media/image26.tiff"/><Relationship Id="rId50" Type="http://schemas.openxmlformats.org/officeDocument/2006/relationships/image" Target="media/image42.tiff"/><Relationship Id="rId55" Type="http://schemas.openxmlformats.org/officeDocument/2006/relationships/image" Target="media/image47.tiff"/><Relationship Id="rId76" Type="http://schemas.openxmlformats.org/officeDocument/2006/relationships/image" Target="media/image68.tiff"/><Relationship Id="rId97" Type="http://schemas.openxmlformats.org/officeDocument/2006/relationships/fontTable" Target="fontTable.xml"/><Relationship Id="rId7" Type="http://schemas.microsoft.com/office/2011/relationships/commentsExtended" Target="commentsExtended.xml"/><Relationship Id="rId71" Type="http://schemas.openxmlformats.org/officeDocument/2006/relationships/image" Target="media/image63.tiff"/><Relationship Id="rId92" Type="http://schemas.openxmlformats.org/officeDocument/2006/relationships/image" Target="media/image84.tiff"/><Relationship Id="rId2" Type="http://schemas.openxmlformats.org/officeDocument/2006/relationships/styles" Target="styles.xml"/><Relationship Id="rId29" Type="http://schemas.openxmlformats.org/officeDocument/2006/relationships/image" Target="media/image21.tiff"/><Relationship Id="rId24" Type="http://schemas.openxmlformats.org/officeDocument/2006/relationships/image" Target="media/image16.tiff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tiff"/><Relationship Id="rId87" Type="http://schemas.openxmlformats.org/officeDocument/2006/relationships/image" Target="media/image79.tiff"/><Relationship Id="rId61" Type="http://schemas.openxmlformats.org/officeDocument/2006/relationships/image" Target="media/image53.tiff"/><Relationship Id="rId82" Type="http://schemas.openxmlformats.org/officeDocument/2006/relationships/image" Target="media/image74.tiff"/><Relationship Id="rId19" Type="http://schemas.openxmlformats.org/officeDocument/2006/relationships/image" Target="media/image11.tiff"/><Relationship Id="rId14" Type="http://schemas.openxmlformats.org/officeDocument/2006/relationships/image" Target="media/image6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56" Type="http://schemas.openxmlformats.org/officeDocument/2006/relationships/image" Target="media/image48.tiff"/><Relationship Id="rId77" Type="http://schemas.openxmlformats.org/officeDocument/2006/relationships/image" Target="media/image69.tiff"/><Relationship Id="rId8" Type="http://schemas.microsoft.com/office/2016/09/relationships/commentsIds" Target="commentsIds.xml"/><Relationship Id="rId51" Type="http://schemas.openxmlformats.org/officeDocument/2006/relationships/image" Target="media/image43.tiff"/><Relationship Id="rId72" Type="http://schemas.openxmlformats.org/officeDocument/2006/relationships/image" Target="media/image64.tiff"/><Relationship Id="rId93" Type="http://schemas.openxmlformats.org/officeDocument/2006/relationships/image" Target="media/image85.tiff"/><Relationship Id="rId98" Type="http://schemas.microsoft.com/office/2011/relationships/people" Target="peop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6641D5-5A59-234C-91A0-1BF092C9F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7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specter Harvey</dc:creator>
  <cp:keywords/>
  <dc:description/>
  <cp:lastModifiedBy>li hong</cp:lastModifiedBy>
  <cp:revision>77</cp:revision>
  <dcterms:created xsi:type="dcterms:W3CDTF">2022-12-02T23:34:00Z</dcterms:created>
  <dcterms:modified xsi:type="dcterms:W3CDTF">2022-12-11T02:27:00Z</dcterms:modified>
</cp:coreProperties>
</file>